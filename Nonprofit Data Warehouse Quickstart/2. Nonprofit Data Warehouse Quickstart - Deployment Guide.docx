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3E7FD05E" w:rsidR="00A30689" w:rsidRPr="0080050C" w:rsidRDefault="00AB1B02" w:rsidP="00DD0C24">
          <w:pPr>
            <w:pStyle w:val="RefH3NoTOC"/>
          </w:pPr>
          <w:bookmarkStart w:id="11" w:name="_Toc7190508"/>
          <w:bookmarkStart w:id="12" w:name="_Toc30767775"/>
          <w:r w:rsidRPr="0080050C">
            <w:t>Version 1.</w:t>
          </w:r>
          <w:r w:rsidR="003C0922" w:rsidRPr="0080050C">
            <w:t>0</w:t>
          </w:r>
          <w:r w:rsidRPr="0080050C">
            <w:t xml:space="preserve">   |   </w:t>
          </w:r>
          <w:r w:rsidR="00410B46" w:rsidRPr="0080050C">
            <w:t>1</w:t>
          </w:r>
          <w:r w:rsidR="0008525A" w:rsidRPr="0080050C">
            <w:t>4</w:t>
          </w:r>
          <w:r w:rsidRPr="0080050C">
            <w:rPr>
              <w:vertAlign w:val="superscript"/>
            </w:rPr>
            <w:t>th</w:t>
          </w:r>
          <w:r w:rsidRPr="0080050C">
            <w:t xml:space="preserve"> </w:t>
          </w:r>
          <w:r w:rsidR="00410B46" w:rsidRPr="0080050C">
            <w:t>January</w:t>
          </w:r>
          <w:r w:rsidRPr="0080050C">
            <w:t xml:space="preserve"> 20</w:t>
          </w:r>
          <w:bookmarkEnd w:id="11"/>
          <w:r w:rsidR="00477BDF" w:rsidRPr="0080050C">
            <w:t>20</w:t>
          </w:r>
          <w:bookmarkEnd w:id="12"/>
          <w:r w:rsidR="00864F90" w:rsidRPr="0080050C">
            <w:br w:type="page"/>
          </w:r>
        </w:p>
        <w:p w14:paraId="3BB03362" w14:textId="77777777" w:rsidR="00A30689" w:rsidRPr="0080050C" w:rsidRDefault="00A30689" w:rsidP="00DD0C24">
          <w:pPr>
            <w:pStyle w:val="RefH1NoTOC"/>
          </w:pPr>
          <w:bookmarkStart w:id="13" w:name="_Toc399174937"/>
          <w:bookmarkStart w:id="14" w:name="_Toc7190509"/>
          <w:r w:rsidRPr="0080050C">
            <w:lastRenderedPageBreak/>
            <w:t>Reference Information</w:t>
          </w:r>
          <w:bookmarkEnd w:id="13"/>
          <w:bookmarkEnd w:id="14"/>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5" w:author="Scott Hudson" w:date="2020-01-24T14:14:00Z"/>
              <w:rFonts w:eastAsiaTheme="majorEastAsia" w:cstheme="majorBidi"/>
              <w:b/>
              <w:bCs/>
              <w:color w:val="1169B2" w:themeColor="accent2"/>
              <w:sz w:val="44"/>
              <w:szCs w:val="28"/>
            </w:rPr>
          </w:pPr>
          <w:bookmarkStart w:id="16" w:name="_Toc7190511"/>
        </w:p>
        <w:p w14:paraId="1604E680" w14:textId="77777777" w:rsidR="00531278" w:rsidRPr="0080050C" w:rsidRDefault="0060436B" w:rsidP="00BE7372">
          <w:pPr>
            <w:spacing w:after="200" w:line="276" w:lineRule="auto"/>
            <w:jc w:val="left"/>
          </w:pPr>
        </w:p>
      </w:sdtContent>
    </w:sdt>
    <w:bookmarkEnd w:id="16"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60436B">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60436B">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60436B">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60436B">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60436B">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60436B">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60436B">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60436B">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60436B">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60436B">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60436B">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60436B">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60436B">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60436B">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60436B">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60436B">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60436B">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60436B">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60436B">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60436B">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60436B">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60436B">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60436B">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60436B">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60436B">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60436B">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60436B">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60436B">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60436B">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60436B">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60436B">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60436B">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60436B">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60436B">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60436B">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60436B">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60436B">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60436B">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60436B">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60436B">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60436B">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60436B">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60436B">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60436B">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60436B">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60436B">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60436B">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60436B">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60436B">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60436B">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60436B">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60436B">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60436B">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60436B">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60436B">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60436B">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60436B">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60436B">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60436B">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60436B">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7" w:name="_Toc30060795"/>
      <w:bookmarkStart w:id="18" w:name="_Toc30767776"/>
      <w:r w:rsidRPr="0080050C">
        <w:lastRenderedPageBreak/>
        <w:t>Introduction</w:t>
      </w:r>
      <w:bookmarkEnd w:id="17"/>
      <w:bookmarkEnd w:id="18"/>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9" w:name="_Toc30767777"/>
      <w:r w:rsidRPr="0080050C">
        <w:lastRenderedPageBreak/>
        <w:t>Deployment Checklist</w:t>
      </w:r>
      <w:bookmarkEnd w:id="19"/>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20" w:name="_Toc30767778"/>
      <w:r w:rsidRPr="0080050C">
        <w:t>Pre-deployment Steps</w:t>
      </w:r>
      <w:bookmarkEnd w:id="20"/>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21" w:name="_Toc30767779"/>
            <w:r w:rsidRPr="0080050C">
              <w:t>3.1.1</w:t>
            </w:r>
            <w:bookmarkEnd w:id="21"/>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2" w:name="_Toc30767780"/>
            <w:r w:rsidRPr="0080050C">
              <w:t>3.1.3.1</w:t>
            </w:r>
            <w:bookmarkEnd w:id="22"/>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3" w:name="_Toc30767781"/>
      <w:r w:rsidRPr="0080050C">
        <w:t>Deployment Steps</w:t>
      </w:r>
      <w:bookmarkEnd w:id="23"/>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4" w:name="_Toc30767782"/>
      <w:r w:rsidRPr="0080050C">
        <w:t>Post-deployment steps</w:t>
      </w:r>
      <w:bookmarkEnd w:id="24"/>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5"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6" w:name="_How_to_deploy"/>
      <w:bookmarkStart w:id="27" w:name="_Toc30060796"/>
      <w:bookmarkStart w:id="28" w:name="_Toc30767783"/>
      <w:bookmarkEnd w:id="26"/>
      <w:r w:rsidRPr="0080050C">
        <w:lastRenderedPageBreak/>
        <w:t xml:space="preserve">How to </w:t>
      </w:r>
      <w:r w:rsidR="00A64FD9" w:rsidRPr="0080050C">
        <w:t>d</w:t>
      </w:r>
      <w:r w:rsidRPr="0080050C">
        <w:t>eploy from GitHub</w:t>
      </w:r>
      <w:bookmarkEnd w:id="25"/>
      <w:bookmarkEnd w:id="27"/>
      <w:bookmarkEnd w:id="28"/>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9" w:name="_Toc30060797"/>
      <w:bookmarkStart w:id="30" w:name="_Toc30767784"/>
      <w:bookmarkStart w:id="31" w:name="_Hlk29918806"/>
      <w:r w:rsidRPr="0080050C">
        <w:t>Prerequisit</w:t>
      </w:r>
      <w:r w:rsidR="00686500" w:rsidRPr="0080050C">
        <w:t>e</w:t>
      </w:r>
      <w:r w:rsidRPr="0080050C">
        <w:t>s</w:t>
      </w:r>
      <w:bookmarkEnd w:id="29"/>
      <w:bookmarkEnd w:id="30"/>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2" w:name="_Ref29380954"/>
      <w:bookmarkStart w:id="33" w:name="_Toc30060798"/>
      <w:bookmarkStart w:id="34" w:name="_Toc30767785"/>
      <w:bookmarkEnd w:id="31"/>
      <w:r w:rsidRPr="0080050C">
        <w:t>Required Tools</w:t>
      </w:r>
      <w:bookmarkEnd w:id="32"/>
      <w:bookmarkEnd w:id="33"/>
      <w:bookmarkEnd w:id="34"/>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5" w:name="_Ref29381168"/>
      <w:bookmarkStart w:id="36" w:name="_Toc30060799"/>
      <w:bookmarkStart w:id="37"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5"/>
      <w:bookmarkEnd w:id="36"/>
      <w:bookmarkEnd w:id="37"/>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8" w:name="_Ref28688700"/>
      <w:r w:rsidRPr="0080050C">
        <w:t xml:space="preserve">Azure </w:t>
      </w:r>
      <w:r w:rsidR="004D1880" w:rsidRPr="0080050C">
        <w:t>Release Manager</w:t>
      </w:r>
      <w:r w:rsidR="00377CB9" w:rsidRPr="0080050C">
        <w:t xml:space="preserve"> with permissions defined below</w:t>
      </w:r>
      <w:bookmarkEnd w:id="38"/>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9" w:name="_Toc30060800"/>
      <w:bookmarkStart w:id="40"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9"/>
      <w:bookmarkEnd w:id="40"/>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38C48A18"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A31EC">
        <w:t>AllUsers</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39C17ED8"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-Scope</w:t>
      </w:r>
      <w:r w:rsidR="00CC70D2" w:rsidRPr="0080050C">
        <w:t xml:space="preserve"> </w:t>
      </w:r>
      <w:r w:rsidR="008A679F">
        <w:t>AllUsers</w:t>
      </w:r>
      <w:bookmarkStart w:id="41" w:name="_GoBack"/>
      <w:bookmarkEnd w:id="41"/>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42" w:name="Last"/>
      <w:bookmarkEnd w:id="42"/>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3"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3"/>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lastRenderedPageBreak/>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4" w:name="_Toc30060801"/>
      <w:bookmarkStart w:id="45" w:name="_Toc30767788"/>
      <w:r w:rsidRPr="0080050C">
        <w:lastRenderedPageBreak/>
        <w:t>Deployment Process</w:t>
      </w:r>
      <w:bookmarkEnd w:id="44"/>
      <w:bookmarkEnd w:id="45"/>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6" w:name="_Toc30060802"/>
      <w:bookmarkStart w:id="47" w:name="_Toc30767789"/>
      <w:r w:rsidRPr="0080050C">
        <w:t>Download the cod</w:t>
      </w:r>
      <w:r w:rsidR="003D635B" w:rsidRPr="0080050C">
        <w:t>e</w:t>
      </w:r>
      <w:bookmarkEnd w:id="46"/>
      <w:bookmarkEnd w:id="47"/>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8" w:name="_Toc30060803"/>
      <w:bookmarkStart w:id="49" w:name="_Toc30767790"/>
      <w:bookmarkStart w:id="50" w:name="_Hlk28683217"/>
      <w:r w:rsidRPr="0080050C">
        <w:t>Orchestration Script</w:t>
      </w:r>
      <w:bookmarkEnd w:id="48"/>
      <w:bookmarkEnd w:id="49"/>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51" w:name="_Toc30060804"/>
      <w:bookmarkStart w:id="52"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51"/>
      <w:bookmarkEnd w:id="52"/>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r w:rsidR="00785964" w:rsidRPr="0080050C">
        <w:rPr>
          <w:rFonts w:ascii="Lucida Console" w:hAnsi="Lucida Console" w:cs="Lucida Console"/>
          <w:noProof w:val="0"/>
          <w:color w:val="auto"/>
          <w:sz w:val="18"/>
          <w:szCs w:val="18"/>
        </w:rPr>
        <w:t>TagName</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TagValue</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3" w:name="_Toc29193007"/>
      <w:bookmarkEnd w:id="53"/>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4" w:name="_Toc30060805"/>
      <w:bookmarkStart w:id="55"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4"/>
      <w:bookmarkEnd w:id="55"/>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6"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Script Executed with Errors - DeployOrchestrator”</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7" w:name="_Toc30060806"/>
      <w:bookmarkStart w:id="58"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7"/>
      <w:bookmarkEnd w:id="58"/>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9"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9"/>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60" w:name="_Toc29193010"/>
      <w:bookmarkEnd w:id="60"/>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61"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62"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50"/>
    </w:p>
    <w:p w14:paraId="4363BD1D" w14:textId="19C6D97E" w:rsidR="00DA35F7" w:rsidRPr="0080050C" w:rsidRDefault="00DA35F7" w:rsidP="00DA35F7">
      <w:pPr>
        <w:pStyle w:val="Heading2"/>
      </w:pPr>
      <w:bookmarkStart w:id="63" w:name="_Toc30767794"/>
      <w:r w:rsidRPr="0080050C">
        <w:t>Summary</w:t>
      </w:r>
      <w:bookmarkEnd w:id="63"/>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4" w:name="_Toc30060807"/>
      <w:bookmarkStart w:id="65" w:name="_Toc30767795"/>
      <w:r w:rsidRPr="0080050C">
        <w:lastRenderedPageBreak/>
        <w:t>How to execute</w:t>
      </w:r>
      <w:r w:rsidR="00D50C2E" w:rsidRPr="0080050C">
        <w:t xml:space="preserve"> </w:t>
      </w:r>
      <w:r w:rsidR="00E21857" w:rsidRPr="0080050C">
        <w:t>the solution</w:t>
      </w:r>
      <w:bookmarkEnd w:id="64"/>
      <w:bookmarkEnd w:id="65"/>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6" w:name="_Toc30060808"/>
      <w:bookmarkStart w:id="67" w:name="_Toc30767796"/>
      <w:r w:rsidRPr="0080050C">
        <w:t>Finding Solution Resources</w:t>
      </w:r>
      <w:bookmarkEnd w:id="66"/>
      <w:bookmarkEnd w:id="67"/>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8" w:name="_Toc30060809"/>
      <w:bookmarkStart w:id="69" w:name="_Toc30767797"/>
      <w:r w:rsidRPr="0080050C">
        <w:t>How to find solution resources</w:t>
      </w:r>
      <w:bookmarkEnd w:id="68"/>
      <w:bookmarkEnd w:id="69"/>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70" w:name="_Toc30060810"/>
      <w:bookmarkStart w:id="71"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70"/>
      <w:bookmarkEnd w:id="71"/>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72" w:name="_Ref29223160"/>
      <w:bookmarkStart w:id="73" w:name="_Toc30060811"/>
      <w:bookmarkStart w:id="74"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72"/>
      <w:bookmarkEnd w:id="73"/>
      <w:bookmarkEnd w:id="74"/>
    </w:p>
    <w:p w14:paraId="1FA70F13" w14:textId="02C38DBC" w:rsidR="00FF1DA2" w:rsidRPr="0080050C" w:rsidRDefault="006C0E17" w:rsidP="006C0E17">
      <w:pPr>
        <w:pStyle w:val="Heading3"/>
      </w:pPr>
      <w:bookmarkStart w:id="75" w:name="_Toc30060812"/>
      <w:bookmarkStart w:id="76"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5"/>
      <w:bookmarkEnd w:id="76"/>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7" w:name="_Toc30060813"/>
      <w:bookmarkStart w:id="78"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7"/>
      <w:bookmarkEnd w:id="78"/>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9" w:name="_Toc30060814"/>
      <w:bookmarkStart w:id="80" w:name="_Toc30767802"/>
      <w:r w:rsidRPr="0080050C">
        <w:t>Logging</w:t>
      </w:r>
      <w:r w:rsidR="00863C08" w:rsidRPr="0080050C">
        <w:t xml:space="preserve"> &amp; Monitoring</w:t>
      </w:r>
      <w:bookmarkEnd w:id="79"/>
      <w:bookmarkEnd w:id="80"/>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81" w:name="_Toc30060815"/>
      <w:bookmarkStart w:id="82"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81"/>
      <w:bookmarkEnd w:id="82"/>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3" w:name="_Toc29193021"/>
      <w:bookmarkStart w:id="84" w:name="_Toc30060816"/>
      <w:bookmarkStart w:id="85" w:name="_Toc30767804"/>
      <w:bookmarkEnd w:id="83"/>
      <w:r w:rsidRPr="0080050C">
        <w:t xml:space="preserve">Custom </w:t>
      </w:r>
      <w:r w:rsidR="00D930B6" w:rsidRPr="0080050C">
        <w:t xml:space="preserve">SQL </w:t>
      </w:r>
      <w:r w:rsidRPr="0080050C">
        <w:t>Lo</w:t>
      </w:r>
      <w:r w:rsidR="006B737A" w:rsidRPr="0080050C">
        <w:t>g</w:t>
      </w:r>
      <w:r w:rsidRPr="0080050C">
        <w:t>ging</w:t>
      </w:r>
      <w:bookmarkEnd w:id="84"/>
      <w:bookmarkEnd w:id="85"/>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6" w:name="_Toc28877127"/>
      <w:bookmarkStart w:id="87" w:name="_Toc29193023"/>
      <w:bookmarkStart w:id="88" w:name="_Toc30060817"/>
      <w:bookmarkStart w:id="89" w:name="_Toc30767805"/>
      <w:bookmarkEnd w:id="86"/>
      <w:bookmarkEnd w:id="87"/>
      <w:r w:rsidRPr="0080050C">
        <w:lastRenderedPageBreak/>
        <w:t xml:space="preserve">Turning </w:t>
      </w:r>
      <w:r w:rsidR="000E1147" w:rsidRPr="0080050C">
        <w:t xml:space="preserve">the </w:t>
      </w:r>
      <w:r w:rsidRPr="0080050C">
        <w:t>solution on/off</w:t>
      </w:r>
      <w:bookmarkEnd w:id="88"/>
      <w:bookmarkEnd w:id="89"/>
    </w:p>
    <w:p w14:paraId="60464D62" w14:textId="260BF5C8" w:rsidR="00D8095E" w:rsidRPr="0080050C" w:rsidRDefault="001E3D7C" w:rsidP="004160A7">
      <w:pPr>
        <w:pStyle w:val="Heading3"/>
      </w:pPr>
      <w:bookmarkStart w:id="90" w:name="_Ref29217023"/>
      <w:bookmarkStart w:id="91" w:name="_Toc30060818"/>
      <w:bookmarkStart w:id="92" w:name="_Toc30767806"/>
      <w:r w:rsidRPr="0080050C">
        <w:t>Enable/Disable the solution</w:t>
      </w:r>
      <w:bookmarkEnd w:id="90"/>
      <w:bookmarkEnd w:id="91"/>
      <w:bookmarkEnd w:id="92"/>
    </w:p>
    <w:p w14:paraId="1320A235" w14:textId="60AD6DDD" w:rsidR="00CF7BDF" w:rsidRPr="0080050C" w:rsidRDefault="005970CC" w:rsidP="00CF7BDF">
      <w:pPr>
        <w:pStyle w:val="Heading4"/>
      </w:pPr>
      <w:bookmarkStart w:id="93" w:name="_How_to_enable/disable"/>
      <w:bookmarkStart w:id="94" w:name="_Ref30065013"/>
      <w:bookmarkEnd w:id="93"/>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4"/>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5" w:name="_Toc30767807"/>
      <w:bookmarkStart w:id="96" w:name="_Hlk30777035"/>
      <w:r w:rsidRPr="0080050C">
        <w:t>Summary</w:t>
      </w:r>
      <w:bookmarkEnd w:id="95"/>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6"/>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7" w:name="_Toc30060819"/>
      <w:bookmarkStart w:id="98" w:name="_Toc30767808"/>
      <w:r w:rsidRPr="0080050C">
        <w:t xml:space="preserve">How to </w:t>
      </w:r>
      <w:r w:rsidR="009B548D" w:rsidRPr="0080050C">
        <w:t>add your own data</w:t>
      </w:r>
      <w:bookmarkEnd w:id="97"/>
      <w:bookmarkEnd w:id="98"/>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9" w:name="_Toc30060820"/>
      <w:bookmarkStart w:id="100"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9"/>
      <w:bookmarkEnd w:id="100"/>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101" w:name="_Toc30060821"/>
      <w:bookmarkStart w:id="102" w:name="_Toc30767810"/>
      <w:r w:rsidRPr="0080050C">
        <w:t>Overview</w:t>
      </w:r>
      <w:bookmarkEnd w:id="101"/>
      <w:bookmarkEnd w:id="102"/>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3" w:name="_Toc30060822"/>
      <w:bookmarkStart w:id="104"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3"/>
      <w:bookmarkEnd w:id="104"/>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5" w:name="_Ref29464163"/>
      <w:bookmarkStart w:id="106" w:name="_Toc30060823"/>
      <w:bookmarkStart w:id="107" w:name="_Toc30767812"/>
      <w:bookmarkStart w:id="108" w:name="_Ref29367162"/>
      <w:r w:rsidRPr="0080050C">
        <w:t>How to c</w:t>
      </w:r>
      <w:r w:rsidR="5497C7BD" w:rsidRPr="0080050C">
        <w:t>onfigure Synapse Analytics</w:t>
      </w:r>
      <w:bookmarkEnd w:id="105"/>
      <w:bookmarkEnd w:id="106"/>
      <w:bookmarkEnd w:id="107"/>
      <w:r w:rsidR="00B43892" w:rsidRPr="0080050C">
        <w:t xml:space="preserve"> </w:t>
      </w:r>
      <w:bookmarkEnd w:id="108"/>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9"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9"/>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10" w:name="_Toc30060824"/>
      <w:bookmarkStart w:id="111"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10"/>
      <w:bookmarkEnd w:id="111"/>
    </w:p>
    <w:p w14:paraId="6A696C10" w14:textId="50020421" w:rsidR="00D24AED" w:rsidRPr="0080050C" w:rsidRDefault="00D24AED" w:rsidP="00CB766D">
      <w:pPr>
        <w:pStyle w:val="Heading3"/>
      </w:pPr>
      <w:bookmarkStart w:id="112" w:name="_Toc30060825"/>
      <w:bookmarkStart w:id="113" w:name="_Toc30767814"/>
      <w:r w:rsidRPr="0080050C">
        <w:t>Overview</w:t>
      </w:r>
      <w:bookmarkEnd w:id="112"/>
      <w:bookmarkEnd w:id="113"/>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4" w:name="_Toc30060826"/>
      <w:bookmarkStart w:id="115" w:name="_Toc30767815"/>
      <w:r w:rsidRPr="0080050C">
        <w:t>How to c</w:t>
      </w:r>
      <w:r w:rsidR="00095C70" w:rsidRPr="0080050C">
        <w:t xml:space="preserve">onfigure </w:t>
      </w:r>
      <w:r w:rsidR="00D06EFE" w:rsidRPr="0080050C">
        <w:t>Azure Data Lake Storage</w:t>
      </w:r>
      <w:bookmarkEnd w:id="114"/>
      <w:bookmarkEnd w:id="115"/>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6" w:name="_Toc30060827"/>
      <w:bookmarkStart w:id="117" w:name="_Toc30767816"/>
      <w:r w:rsidRPr="0080050C">
        <w:t>How to c</w:t>
      </w:r>
      <w:r w:rsidR="00716D10" w:rsidRPr="0080050C">
        <w:t xml:space="preserve">reate </w:t>
      </w:r>
      <w:r w:rsidR="007D4575" w:rsidRPr="0080050C">
        <w:t>Synapse Analytics</w:t>
      </w:r>
      <w:r w:rsidR="00716D10" w:rsidRPr="0080050C">
        <w:t xml:space="preserve"> Objects</w:t>
      </w:r>
      <w:bookmarkEnd w:id="116"/>
      <w:bookmarkEnd w:id="117"/>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4pt" o:ole="">
            <v:imagedata r:id="rId93" o:title=""/>
          </v:shape>
          <o:OLEObject Type="Embed" ProgID="Visio.Drawing.15" ShapeID="_x0000_i1025" DrawAspect="Content" ObjectID="_1642995979"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3.15pt" o:ole="">
            <v:imagedata r:id="rId95" o:title=""/>
          </v:shape>
          <o:OLEObject Type="Embed" ProgID="Visio.Drawing.15" ShapeID="_x0000_i1026" DrawAspect="Content" ObjectID="_1642995980"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8" w:name="_Toc30060828"/>
      <w:bookmarkStart w:id="119" w:name="_Toc30767817"/>
      <w:r w:rsidRPr="0080050C">
        <w:lastRenderedPageBreak/>
        <w:t>How to c</w:t>
      </w:r>
      <w:r w:rsidR="00716D10" w:rsidRPr="0080050C">
        <w:t xml:space="preserve">onfigure </w:t>
      </w:r>
      <w:r w:rsidR="007D4575" w:rsidRPr="0080050C">
        <w:t>Synapse Analytics</w:t>
      </w:r>
      <w:bookmarkEnd w:id="118"/>
      <w:bookmarkEnd w:id="119"/>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20" w:name="_Toc30060829"/>
      <w:bookmarkStart w:id="121" w:name="_Toc30767818"/>
      <w:r w:rsidRPr="0080050C">
        <w:t>Power BI Model</w:t>
      </w:r>
      <w:bookmarkEnd w:id="120"/>
      <w:bookmarkEnd w:id="121"/>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22" w:name="_Toc30767819"/>
      <w:r w:rsidRPr="0080050C">
        <w:t>Summary</w:t>
      </w:r>
      <w:bookmarkEnd w:id="122"/>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3" w:name="_FAQs"/>
      <w:bookmarkStart w:id="124" w:name="_Toc30060830"/>
      <w:bookmarkStart w:id="125" w:name="_Ref30169141"/>
      <w:bookmarkStart w:id="126" w:name="_Ref30169147"/>
      <w:bookmarkStart w:id="127" w:name="_Toc30767820"/>
      <w:bookmarkEnd w:id="123"/>
      <w:r w:rsidRPr="0080050C">
        <w:lastRenderedPageBreak/>
        <w:t>FAQs</w:t>
      </w:r>
      <w:bookmarkEnd w:id="124"/>
      <w:bookmarkEnd w:id="125"/>
      <w:bookmarkEnd w:id="126"/>
      <w:bookmarkEnd w:id="127"/>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8" w:name="_Toc30060831"/>
      <w:bookmarkStart w:id="129" w:name="_Toc30767821"/>
      <w:r w:rsidRPr="0080050C">
        <w:t>Resolving Issues</w:t>
      </w:r>
      <w:bookmarkEnd w:id="128"/>
      <w:bookmarkEnd w:id="129"/>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30" w:name="_Toc30060832"/>
      <w:bookmarkStart w:id="131" w:name="_Toc30767822"/>
      <w:r w:rsidRPr="0080050C">
        <w:t xml:space="preserve">What are the most common </w:t>
      </w:r>
      <w:r w:rsidR="0097573F" w:rsidRPr="0080050C">
        <w:t xml:space="preserve">execution </w:t>
      </w:r>
      <w:r w:rsidRPr="0080050C">
        <w:t>issues</w:t>
      </w:r>
      <w:bookmarkEnd w:id="130"/>
      <w:bookmarkEnd w:id="131"/>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32" w:name="_Toc30060833"/>
      <w:bookmarkStart w:id="133"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32"/>
      <w:bookmarkEnd w:id="133"/>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4" w:name="_Toc30060834"/>
      <w:bookmarkStart w:id="135" w:name="_Toc30767824"/>
      <w:r w:rsidRPr="0080050C">
        <w:lastRenderedPageBreak/>
        <w:t>Data Refresh</w:t>
      </w:r>
      <w:bookmarkEnd w:id="134"/>
      <w:bookmarkEnd w:id="135"/>
    </w:p>
    <w:p w14:paraId="29E5F755" w14:textId="0600C0B4" w:rsidR="0057357A" w:rsidRPr="0080050C" w:rsidRDefault="00057BB3" w:rsidP="0057357A">
      <w:pPr>
        <w:pStyle w:val="Heading3"/>
      </w:pPr>
      <w:bookmarkStart w:id="136" w:name="_Toc30060835"/>
      <w:bookmarkStart w:id="137" w:name="_Toc30767825"/>
      <w:r w:rsidRPr="0080050C">
        <w:t>How to refresh</w:t>
      </w:r>
      <w:r w:rsidR="00377EDD" w:rsidRPr="0080050C">
        <w:t xml:space="preserve"> </w:t>
      </w:r>
      <w:r w:rsidR="00294BCF" w:rsidRPr="0080050C">
        <w:t xml:space="preserve">a </w:t>
      </w:r>
      <w:r w:rsidR="00377EDD" w:rsidRPr="0080050C">
        <w:t>Power BI report with fresh data</w:t>
      </w:r>
      <w:bookmarkEnd w:id="136"/>
      <w:bookmarkEnd w:id="137"/>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8" w:name="_Ref29222020"/>
      <w:bookmarkStart w:id="139" w:name="_Toc30060836"/>
      <w:bookmarkStart w:id="140"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8"/>
      <w:bookmarkEnd w:id="139"/>
      <w:bookmarkEnd w:id="140"/>
    </w:p>
    <w:p w14:paraId="15FD179F" w14:textId="2B46C9BF" w:rsidR="006D5F74" w:rsidRPr="0080050C" w:rsidRDefault="00917EDB" w:rsidP="007D5E3D">
      <w:pPr>
        <w:pStyle w:val="Heading3"/>
      </w:pPr>
      <w:bookmarkStart w:id="141" w:name="_Toc30060837"/>
      <w:bookmarkStart w:id="142" w:name="_Ref30065133"/>
      <w:bookmarkStart w:id="143" w:name="_Toc30767827"/>
      <w:r w:rsidRPr="0080050C">
        <w:t>How to remove</w:t>
      </w:r>
      <w:r w:rsidR="00C40EC8" w:rsidRPr="0080050C">
        <w:t xml:space="preserve"> the</w:t>
      </w:r>
      <w:r w:rsidRPr="0080050C">
        <w:t xml:space="preserve"> solution</w:t>
      </w:r>
      <w:bookmarkEnd w:id="141"/>
      <w:bookmarkEnd w:id="142"/>
      <w:r w:rsidR="00521339" w:rsidRPr="0080050C">
        <w:t xml:space="preserve"> from the Azure Portal</w:t>
      </w:r>
      <w:bookmarkEnd w:id="143"/>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4" w:name="_Toc30060838"/>
      <w:bookmarkStart w:id="145" w:name="_Toc30767828"/>
      <w:r w:rsidRPr="0080050C">
        <w:lastRenderedPageBreak/>
        <w:t>Cost</w:t>
      </w:r>
      <w:r w:rsidR="007D4575" w:rsidRPr="0080050C">
        <w:t>s</w:t>
      </w:r>
      <w:bookmarkEnd w:id="144"/>
      <w:bookmarkEnd w:id="145"/>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6" w:name="_Toc30060839"/>
      <w:bookmarkStart w:id="147"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6"/>
      <w:bookmarkEnd w:id="147"/>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8" w:name="_Toc30060840"/>
      <w:bookmarkStart w:id="149" w:name="_Toc30767830"/>
      <w:r w:rsidRPr="0080050C">
        <w:t>How to minimize running cost</w:t>
      </w:r>
      <w:r w:rsidR="00521339" w:rsidRPr="0080050C">
        <w:t>s</w:t>
      </w:r>
      <w:bookmarkEnd w:id="148"/>
      <w:bookmarkEnd w:id="149"/>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50" w:name="_Toc30060841"/>
      <w:bookmarkStart w:id="151" w:name="_Toc30767831"/>
      <w:r w:rsidRPr="0080050C">
        <w:lastRenderedPageBreak/>
        <w:t>Accessing Azure Resources</w:t>
      </w:r>
      <w:bookmarkEnd w:id="150"/>
      <w:bookmarkEnd w:id="151"/>
    </w:p>
    <w:p w14:paraId="4B4388CD" w14:textId="28F7B068" w:rsidR="00692444" w:rsidRPr="0080050C" w:rsidRDefault="00692444" w:rsidP="00692444">
      <w:pPr>
        <w:pStyle w:val="Heading3"/>
      </w:pPr>
      <w:bookmarkStart w:id="152" w:name="_Ref29318850"/>
      <w:bookmarkStart w:id="153" w:name="_Toc30060842"/>
      <w:bookmarkStart w:id="154" w:name="_Toc30767832"/>
      <w:r w:rsidRPr="0080050C">
        <w:t xml:space="preserve">How to </w:t>
      </w:r>
      <w:r w:rsidR="00F62949" w:rsidRPr="0080050C">
        <w:t>c</w:t>
      </w:r>
      <w:r w:rsidR="0093764B" w:rsidRPr="0080050C">
        <w:t xml:space="preserve">onnect to </w:t>
      </w:r>
      <w:r w:rsidR="007D4575" w:rsidRPr="0080050C">
        <w:t>Synapse Analytics</w:t>
      </w:r>
      <w:bookmarkEnd w:id="152"/>
      <w:bookmarkEnd w:id="153"/>
      <w:bookmarkEnd w:id="154"/>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5" w:name="_Hlk28958473"/>
      <w:r w:rsidRPr="0080050C">
        <w:t>SynapseAnaytics-AdminLogin</w:t>
      </w:r>
    </w:p>
    <w:bookmarkEnd w:id="155"/>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6" w:name="_Toc30060843"/>
      <w:bookmarkStart w:id="157" w:name="_Toc30767833"/>
      <w:r w:rsidRPr="0080050C">
        <w:lastRenderedPageBreak/>
        <w:t xml:space="preserve">How to obtain </w:t>
      </w:r>
      <w:r w:rsidR="00790DCB" w:rsidRPr="0080050C">
        <w:t>s</w:t>
      </w:r>
      <w:r w:rsidRPr="0080050C">
        <w:t>ecrets from Key Vault</w:t>
      </w:r>
      <w:bookmarkEnd w:id="156"/>
      <w:bookmarkEnd w:id="157"/>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8" w:name="_Toc30767834"/>
      <w:r w:rsidRPr="0080050C">
        <w:t>Summary</w:t>
      </w:r>
      <w:bookmarkEnd w:id="158"/>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036AC9" w14:textId="77777777" w:rsidR="0060436B" w:rsidRDefault="0060436B" w:rsidP="00DD0C24">
      <w:r>
        <w:separator/>
      </w:r>
    </w:p>
  </w:endnote>
  <w:endnote w:type="continuationSeparator" w:id="0">
    <w:p w14:paraId="6C05B608" w14:textId="77777777" w:rsidR="0060436B" w:rsidRDefault="0060436B" w:rsidP="00DD0C24">
      <w:r>
        <w:continuationSeparator/>
      </w:r>
    </w:p>
  </w:endnote>
  <w:endnote w:type="continuationNotice" w:id="1">
    <w:p w14:paraId="5904FA9D" w14:textId="77777777" w:rsidR="0060436B" w:rsidRDefault="0060436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3A072C49"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r w:rsidRPr="00DD0C24">
      <w:t>Version 1.</w:t>
    </w:r>
    <w:r w:rsidR="003C0922">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48A34F" w14:textId="77777777" w:rsidR="0060436B" w:rsidRDefault="0060436B" w:rsidP="00DD0C24">
      <w:r>
        <w:separator/>
      </w:r>
    </w:p>
  </w:footnote>
  <w:footnote w:type="continuationSeparator" w:id="0">
    <w:p w14:paraId="301CD05E" w14:textId="77777777" w:rsidR="0060436B" w:rsidRDefault="0060436B" w:rsidP="00DD0C24">
      <w:r>
        <w:continuationSeparator/>
      </w:r>
    </w:p>
  </w:footnote>
  <w:footnote w:type="continuationNotice" w:id="1">
    <w:p w14:paraId="2D631894" w14:textId="77777777" w:rsidR="0060436B" w:rsidRDefault="0060436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F2F1B" w14:textId="77777777" w:rsidR="00EA31EC" w:rsidRDefault="00EA31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D0502" w14:textId="77777777" w:rsidR="00EA31EC" w:rsidRDefault="00EA31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powerbi.microsoft.com/en-us/desktop/" TargetMode="External"/><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azure.microsoft.com/" TargetMode="External"/><Relationship Id="rId17" Type="http://schemas.openxmlformats.org/officeDocument/2006/relationships/image" Target="media/image3.png"/><Relationship Id="rId25" Type="http://schemas.openxmlformats.org/officeDocument/2006/relationships/hyperlink" Target="https://azure.microsoft.com/en-gb/global-infrastructure/geographies/"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9.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yperlink" Target="https://powerbi.microsoft.com/en-us/pricing/"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package" Target="embeddings/Microsoft_Visio_Drawing1.vsdx"/><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zure.microsoft.com/"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powerbi.microsoft.com/en-us/pricing/" TargetMode="External"/><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hyperlink" Target="https://azure.microsoft.com" TargetMode="External"/><Relationship Id="rId135" Type="http://schemas.openxmlformats.org/officeDocument/2006/relationships/image" Target="media/image10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2.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4.xml><?xml version="1.0" encoding="utf-8"?>
<ds:datastoreItem xmlns:ds="http://schemas.openxmlformats.org/officeDocument/2006/customXml" ds:itemID="{22FC339D-767C-42F1-80F3-7AB3F1C8C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731</TotalTime>
  <Pages>1</Pages>
  <Words>13748</Words>
  <Characters>78367</Characters>
  <Application>Microsoft Office Word</Application>
  <DocSecurity>0</DocSecurity>
  <Lines>653</Lines>
  <Paragraphs>183</Paragraphs>
  <ScaleCrop>false</ScaleCrop>
  <Company/>
  <LinksUpToDate>false</LinksUpToDate>
  <CharactersWithSpaces>91932</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441</cp:revision>
  <dcterms:created xsi:type="dcterms:W3CDTF">2020-01-21T05:07:00Z</dcterms:created>
  <dcterms:modified xsi:type="dcterms:W3CDTF">2020-02-12T13:00:00Z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